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4897F743" w:rsidR="0035006B" w:rsidRDefault="00B32F65" w:rsidP="0047093B">
      <w:pPr>
        <w:pStyle w:val="Heading2"/>
      </w:pPr>
      <w:r>
        <w:t>Figures</w:t>
      </w:r>
    </w:p>
    <w:p w14:paraId="0489CC2A" w14:textId="77777777" w:rsidR="006C38FA" w:rsidRDefault="006C38FA" w:rsidP="006C38FA"/>
    <w:p w14:paraId="38E3F4C7" w14:textId="4F5FED64" w:rsidR="007A7D8B" w:rsidRDefault="002D2D09" w:rsidP="007A7D8B">
      <w:pPr>
        <w:keepNext/>
      </w:pPr>
      <w:del w:id="0" w:author="mehmet umut caglar" w:date="2016-06-15T15:14:00Z">
        <w:r w:rsidDel="00826580">
          <w:rPr>
            <w:noProof/>
          </w:rPr>
          <w:drawing>
            <wp:inline distT="0" distB="0" distL="0" distR="0" wp14:anchorId="361CD584" wp14:editId="16FAE831">
              <wp:extent cx="5486400" cy="4799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del>
      <w:bookmarkStart w:id="1" w:name="_GoBack"/>
      <w:ins w:id="2" w:author="mehmet umut caglar" w:date="2016-06-15T15:14:00Z">
        <w:r w:rsidR="00826580">
          <w:rPr>
            <w:noProof/>
          </w:rPr>
          <w:drawing>
            <wp:inline distT="0" distB="0" distL="0" distR="0" wp14:anchorId="2E22EAD3" wp14:editId="6CDC53AD">
              <wp:extent cx="5486400" cy="4799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8">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ins>
      <w:bookmarkEnd w:id="1"/>
    </w:p>
    <w:p w14:paraId="421A9545" w14:textId="24AAD2B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w:t>
      </w:r>
      <w:commentRangeStart w:id="3"/>
      <w:r w:rsidR="00B32F65">
        <w:rPr>
          <w:rFonts w:asciiTheme="majorHAnsi" w:hAnsiTheme="majorHAnsi"/>
          <w:b w:val="0"/>
          <w:color w:val="000000" w:themeColor="text1"/>
          <w:sz w:val="20"/>
          <w:szCs w:val="24"/>
        </w:rPr>
        <w:t>After</w:t>
      </w:r>
      <w:commentRangeEnd w:id="3"/>
      <w:r w:rsidR="00CB3943">
        <w:rPr>
          <w:rStyle w:val="CommentReference"/>
          <w:b w:val="0"/>
          <w:bCs w:val="0"/>
          <w:color w:val="auto"/>
        </w:rPr>
        <w:commentReference w:id="3"/>
      </w:r>
      <w:r w:rsidR="00B32F65">
        <w:rPr>
          <w:rFonts w:asciiTheme="majorHAnsi" w:hAnsiTheme="majorHAnsi"/>
          <w:b w:val="0"/>
          <w:color w:val="000000" w:themeColor="text1"/>
          <w:sz w:val="20"/>
          <w:szCs w:val="24"/>
        </w:rPr>
        <w:t xml:space="preserve"> quality control, we retained between one and three RNA-</w:t>
      </w:r>
      <w:proofErr w:type="spellStart"/>
      <w:r w:rsidR="00B32F65">
        <w:rPr>
          <w:rFonts w:asciiTheme="majorHAnsi" w:hAnsiTheme="majorHAnsi"/>
          <w:b w:val="0"/>
          <w:color w:val="000000" w:themeColor="text1"/>
          <w:sz w:val="20"/>
          <w:szCs w:val="24"/>
        </w:rPr>
        <w:t>Seq</w:t>
      </w:r>
      <w:proofErr w:type="spellEnd"/>
      <w:r w:rsidR="00B32F65">
        <w:rPr>
          <w:rFonts w:asciiTheme="majorHAnsi" w:hAnsiTheme="majorHAnsi"/>
          <w:b w:val="0"/>
          <w:color w:val="000000" w:themeColor="text1"/>
          <w:sz w:val="20"/>
          <w:szCs w:val="24"/>
        </w:rPr>
        <w:t xml:space="preserve"> </w:t>
      </w:r>
      <w:proofErr w:type="gramStart"/>
      <w:r w:rsidR="00B32F65">
        <w:rPr>
          <w:rFonts w:asciiTheme="majorHAnsi" w:hAnsiTheme="majorHAnsi"/>
          <w:b w:val="0"/>
          <w:color w:val="000000" w:themeColor="text1"/>
          <w:sz w:val="20"/>
          <w:szCs w:val="24"/>
        </w:rPr>
        <w:t>and/or</w:t>
      </w:r>
      <w:proofErr w:type="gramEnd"/>
      <w:r w:rsidR="00B32F65">
        <w:rPr>
          <w:rFonts w:asciiTheme="majorHAnsi" w:hAnsiTheme="majorHAnsi"/>
          <w:b w:val="0"/>
          <w:color w:val="000000" w:themeColor="text1"/>
          <w:sz w:val="20"/>
          <w:szCs w:val="24"/>
        </w:rPr>
        <w:t xml:space="preserve">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w:t>
      </w:r>
      <w:commentRangeStart w:id="4"/>
      <w:r w:rsidR="00B32F65">
        <w:rPr>
          <w:rFonts w:asciiTheme="majorHAnsi" w:hAnsiTheme="majorHAnsi"/>
          <w:b w:val="0"/>
          <w:color w:val="000000" w:themeColor="text1"/>
          <w:sz w:val="20"/>
          <w:szCs w:val="24"/>
        </w:rPr>
        <w:t>experiments</w:t>
      </w:r>
      <w:commentRangeEnd w:id="4"/>
      <w:r w:rsidR="00CB3943">
        <w:rPr>
          <w:rStyle w:val="CommentReference"/>
          <w:b w:val="0"/>
          <w:bCs w:val="0"/>
          <w:color w:val="auto"/>
        </w:rPr>
        <w:commentReference w:id="4"/>
      </w:r>
      <w:r w:rsidR="00B32F65">
        <w:rPr>
          <w:rFonts w:asciiTheme="majorHAnsi" w:hAnsiTheme="majorHAnsi"/>
          <w:b w:val="0"/>
          <w:color w:val="000000" w:themeColor="text1"/>
          <w:sz w:val="20"/>
          <w:szCs w:val="24"/>
        </w:rPr>
        <w:t>).</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4">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 xml:space="preserve">(A) </w:t>
      </w:r>
      <w:proofErr w:type="gramStart"/>
      <w:r w:rsidR="00D62ECD" w:rsidRPr="0034164D">
        <w:rPr>
          <w:rFonts w:asciiTheme="majorHAnsi" w:hAnsiTheme="majorHAnsi"/>
          <w:bCs/>
          <w:sz w:val="20"/>
          <w:highlight w:val="yellow"/>
        </w:rPr>
        <w:t>exponential</w:t>
      </w:r>
      <w:proofErr w:type="gramEnd"/>
      <w:r w:rsidR="00D62ECD" w:rsidRPr="0034164D">
        <w:rPr>
          <w:rFonts w:asciiTheme="majorHAnsi" w:hAnsiTheme="majorHAnsi"/>
          <w:bCs/>
          <w:sz w:val="20"/>
          <w:highlight w:val="yellow"/>
        </w:rPr>
        <w:t xml:space="preserve"> phase. (B) </w:t>
      </w:r>
      <w:proofErr w:type="gramStart"/>
      <w:r w:rsidR="00D62ECD" w:rsidRPr="0034164D">
        <w:rPr>
          <w:rFonts w:asciiTheme="majorHAnsi" w:hAnsiTheme="majorHAnsi"/>
          <w:bCs/>
          <w:sz w:val="20"/>
          <w:highlight w:val="yellow"/>
        </w:rPr>
        <w:t>stationary</w:t>
      </w:r>
      <w:proofErr w:type="gramEnd"/>
      <w:r w:rsidR="00D62ECD" w:rsidRPr="0034164D">
        <w:rPr>
          <w:rFonts w:asciiTheme="majorHAnsi" w:hAnsiTheme="majorHAnsi"/>
          <w:bCs/>
          <w:sz w:val="20"/>
          <w:highlight w:val="yellow"/>
        </w:rPr>
        <w:t xml:space="preserve"> phase.</w:t>
      </w:r>
      <w:r w:rsidR="0034164D">
        <w:rPr>
          <w:rFonts w:asciiTheme="majorHAnsi" w:hAnsiTheme="majorHAnsi"/>
          <w:bCs/>
          <w:sz w:val="20"/>
        </w:rPr>
        <w:t xml:space="preserve"> </w:t>
      </w:r>
      <w:r w:rsidR="0034164D" w:rsidRPr="0034164D">
        <w:rPr>
          <w:rFonts w:asciiTheme="majorHAnsi" w:hAnsiTheme="majorHAnsi"/>
          <w:bCs/>
          <w:i/>
          <w:color w:val="FF0000"/>
          <w:sz w:val="20"/>
        </w:rPr>
        <w:t xml:space="preserve">Need to verify </w:t>
      </w:r>
      <w:commentRangeStart w:id="5"/>
      <w:r w:rsidR="0034164D" w:rsidRPr="0034164D">
        <w:rPr>
          <w:rFonts w:asciiTheme="majorHAnsi" w:hAnsiTheme="majorHAnsi"/>
          <w:bCs/>
          <w:i/>
          <w:color w:val="FF0000"/>
          <w:sz w:val="20"/>
        </w:rPr>
        <w:t>this</w:t>
      </w:r>
      <w:commentRangeEnd w:id="5"/>
      <w:r w:rsidR="000A053B">
        <w:rPr>
          <w:rStyle w:val="CommentReference"/>
        </w:rPr>
        <w:commentReference w:id="5"/>
      </w:r>
      <w:r w:rsidR="0034164D" w:rsidRPr="0034164D">
        <w:rPr>
          <w:rFonts w:asciiTheme="majorHAnsi" w:hAnsiTheme="majorHAnsi"/>
          <w:bCs/>
          <w:i/>
          <w:color w:val="FF0000"/>
          <w:sz w:val="20"/>
        </w:rPr>
        <w:t>.</w:t>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4862BF13"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6">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0294830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 xml:space="preserve">top differentially expressed KEGG pathways are shown along the </w:t>
      </w:r>
      <w:proofErr w:type="gramStart"/>
      <w:r>
        <w:rPr>
          <w:rFonts w:asciiTheme="majorHAnsi" w:hAnsiTheme="majorHAnsi"/>
          <w:bCs/>
          <w:color w:val="000000" w:themeColor="text1"/>
          <w:sz w:val="20"/>
        </w:rPr>
        <w:t>y axis</w:t>
      </w:r>
      <w:proofErr w:type="gramEnd"/>
      <w:r>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Notably, most genes are </w:t>
      </w:r>
      <w:proofErr w:type="gramStart"/>
      <w:r>
        <w:rPr>
          <w:rFonts w:asciiTheme="majorHAnsi" w:hAnsiTheme="majorHAnsi"/>
          <w:bCs/>
          <w:color w:val="000000" w:themeColor="text1"/>
          <w:sz w:val="20"/>
        </w:rPr>
        <w:t>up-regulated</w:t>
      </w:r>
      <w:proofErr w:type="gramEnd"/>
      <w:r>
        <w:rPr>
          <w:rFonts w:asciiTheme="majorHAnsi" w:hAnsiTheme="majorHAnsi"/>
          <w:bCs/>
          <w:color w:val="000000" w:themeColor="text1"/>
          <w:sz w:val="20"/>
        </w:rPr>
        <w:t xml:space="preserve"> under this condition, unlike any of the other Mg</w:t>
      </w:r>
      <w:r w:rsidR="002A3F7C" w:rsidRPr="002A3F7C">
        <w:rPr>
          <w:rFonts w:asciiTheme="majorHAnsi" w:hAnsiTheme="majorHAnsi"/>
          <w:bCs/>
          <w:color w:val="000000" w:themeColor="text1"/>
          <w:sz w:val="20"/>
          <w:vertAlign w:val="superscript"/>
        </w:rPr>
        <w:t>2+</w:t>
      </w:r>
      <w:r>
        <w:rPr>
          <w:rFonts w:asciiTheme="majorHAnsi" w:hAnsiTheme="majorHAnsi"/>
          <w:bCs/>
          <w:color w:val="000000" w:themeColor="text1"/>
          <w:sz w:val="20"/>
        </w:rPr>
        <w:t xml:space="preserve">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16739BBB"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 xml:space="preserve">are generally </w:t>
      </w:r>
      <w:proofErr w:type="gramStart"/>
      <w:r w:rsidR="00BF7A2D">
        <w:rPr>
          <w:rFonts w:asciiTheme="majorHAnsi" w:hAnsiTheme="majorHAnsi"/>
          <w:b w:val="0"/>
          <w:color w:val="000000" w:themeColor="text1"/>
          <w:sz w:val="20"/>
          <w:szCs w:val="24"/>
        </w:rPr>
        <w:t>down-</w:t>
      </w:r>
      <w:r w:rsidRPr="006B4E75">
        <w:rPr>
          <w:rFonts w:asciiTheme="majorHAnsi" w:hAnsiTheme="majorHAnsi"/>
          <w:b w:val="0"/>
          <w:color w:val="000000" w:themeColor="text1"/>
          <w:sz w:val="20"/>
          <w:szCs w:val="24"/>
        </w:rPr>
        <w:t>regulated</w:t>
      </w:r>
      <w:proofErr w:type="gramEnd"/>
      <w:r w:rsidRPr="006B4E75">
        <w:rPr>
          <w:rFonts w:asciiTheme="majorHAnsi" w:hAnsiTheme="majorHAnsi"/>
          <w:b w:val="0"/>
          <w:color w:val="000000" w:themeColor="text1"/>
          <w:sz w:val="20"/>
          <w:szCs w:val="24"/>
        </w:rPr>
        <w:t xml:space="preserve">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w:t>
      </w:r>
      <w:r w:rsidR="002A3F7C" w:rsidRPr="002A3F7C">
        <w:rPr>
          <w:rFonts w:asciiTheme="majorHAnsi" w:hAnsiTheme="majorHAnsi"/>
          <w:b w:val="0"/>
          <w:color w:val="000000" w:themeColor="text1"/>
          <w:sz w:val="20"/>
          <w:szCs w:val="24"/>
          <w:vertAlign w:val="superscript"/>
        </w:rPr>
        <w:t>2+</w:t>
      </w:r>
      <w:r w:rsidRPr="006B4E75">
        <w:rPr>
          <w:rFonts w:asciiTheme="majorHAnsi" w:hAnsiTheme="majorHAnsi"/>
          <w:b w:val="0"/>
          <w:color w:val="000000" w:themeColor="text1"/>
          <w:sz w:val="20"/>
          <w:szCs w:val="24"/>
        </w:rPr>
        <w:t xml:space="preserve">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2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10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2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2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2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mehmet umut caglar" w:date="2016-06-13T00:52:00Z" w:initials="mu">
    <w:p w14:paraId="37E0361C" w14:textId="54B32F4C" w:rsidR="00CB3943" w:rsidRDefault="00CB3943">
      <w:pPr>
        <w:pStyle w:val="CommentText"/>
      </w:pPr>
      <w:r>
        <w:rPr>
          <w:rStyle w:val="CommentReference"/>
        </w:rPr>
        <w:annotationRef/>
      </w:r>
      <w:r>
        <w:t>It is before quality control</w:t>
      </w:r>
    </w:p>
  </w:comment>
  <w:comment w:id="4" w:author="mehmet umut caglar" w:date="2016-06-13T00:53:00Z" w:initials="mu">
    <w:p w14:paraId="792A632D" w14:textId="1B3093D6" w:rsidR="00CB3943" w:rsidRDefault="00CB3943">
      <w:pPr>
        <w:pStyle w:val="CommentText"/>
      </w:pPr>
      <w:r>
        <w:rPr>
          <w:rStyle w:val="CommentReference"/>
        </w:rPr>
        <w:annotationRef/>
      </w:r>
      <w:r>
        <w:t>Na base level is used Mg experiments</w:t>
      </w:r>
      <w:r>
        <w:br/>
      </w:r>
      <w:r>
        <w:br/>
        <w:t>Mg base level is used in Na experiment</w:t>
      </w:r>
    </w:p>
  </w:comment>
  <w:comment w:id="5" w:author="mehmet umut caglar" w:date="2016-06-13T00:54:00Z" w:initials="mu">
    <w:p w14:paraId="626293AE" w14:textId="73DFB649" w:rsidR="000A053B" w:rsidRDefault="000A053B">
      <w:pPr>
        <w:pStyle w:val="CommentText"/>
      </w:pPr>
      <w:r>
        <w:rPr>
          <w:rStyle w:val="CommentReference"/>
        </w:rPr>
        <w:annotationRef/>
      </w:r>
      <w:r>
        <w:t>This is true</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trackRevisions/>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1D0F"/>
    <w:rsid w:val="00073455"/>
    <w:rsid w:val="00097872"/>
    <w:rsid w:val="000A053B"/>
    <w:rsid w:val="000B0F51"/>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3F7C"/>
    <w:rsid w:val="002A5822"/>
    <w:rsid w:val="002B187A"/>
    <w:rsid w:val="002D2D09"/>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202"/>
    <w:rsid w:val="004F0DD9"/>
    <w:rsid w:val="005035C9"/>
    <w:rsid w:val="005157CC"/>
    <w:rsid w:val="00517CC7"/>
    <w:rsid w:val="00530CCE"/>
    <w:rsid w:val="00531438"/>
    <w:rsid w:val="00554567"/>
    <w:rsid w:val="0058502C"/>
    <w:rsid w:val="005A249A"/>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176CF"/>
    <w:rsid w:val="00826580"/>
    <w:rsid w:val="00833450"/>
    <w:rsid w:val="0084063B"/>
    <w:rsid w:val="008457A3"/>
    <w:rsid w:val="00851E34"/>
    <w:rsid w:val="008816C1"/>
    <w:rsid w:val="00882563"/>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F65DC"/>
    <w:rsid w:val="00D30642"/>
    <w:rsid w:val="00D47F35"/>
    <w:rsid w:val="00D52A52"/>
    <w:rsid w:val="00D5555E"/>
    <w:rsid w:val="00D615E0"/>
    <w:rsid w:val="00D62ECD"/>
    <w:rsid w:val="00D775E1"/>
    <w:rsid w:val="00D917FE"/>
    <w:rsid w:val="00D96C81"/>
    <w:rsid w:val="00DC1900"/>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comments" Target="comments.xml"/><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887E9-2C18-8A43-BEBF-5D20CC3D7861}">
  <ds:schemaRefs>
    <ds:schemaRef ds:uri="http://schemas.openxmlformats.org/officeDocument/2006/bibliography"/>
  </ds:schemaRefs>
</ds:datastoreItem>
</file>

<file path=customXml/itemProps2.xml><?xml version="1.0" encoding="utf-8"?>
<ds:datastoreItem xmlns:ds="http://schemas.openxmlformats.org/officeDocument/2006/customXml" ds:itemID="{174FB905-98A2-DA4B-803C-A49DC431C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10</Pages>
  <Words>836</Words>
  <Characters>4768</Characters>
  <Application>Microsoft Macintosh Word</Application>
  <DocSecurity>0</DocSecurity>
  <Lines>39</Lines>
  <Paragraphs>11</Paragraphs>
  <ScaleCrop>false</ScaleCrop>
  <Company>ut austin</Company>
  <LinksUpToDate>false</LinksUpToDate>
  <CharactersWithSpaces>5593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5</cp:revision>
  <cp:lastPrinted>2016-05-31T16:21:00Z</cp:lastPrinted>
  <dcterms:created xsi:type="dcterms:W3CDTF">2016-01-06T19:04:00Z</dcterms:created>
  <dcterms:modified xsi:type="dcterms:W3CDTF">2016-06-15T20:14:00Z</dcterms:modified>
</cp:coreProperties>
</file>